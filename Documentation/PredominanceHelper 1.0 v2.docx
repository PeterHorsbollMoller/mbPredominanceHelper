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8029DF" w14:textId="6B02F052" w:rsidR="00EE6E08" w:rsidRPr="00E30847" w:rsidRDefault="00EE6E08" w:rsidP="00E30847">
      <w:pPr>
        <w:pStyle w:val="Heading1"/>
      </w:pPr>
      <w:r w:rsidRPr="00E30847">
        <w:t>Predominance Helper</w:t>
      </w:r>
      <w:ins w:id="0" w:author="Peter Horsbøll Møller" w:date="2022-02-01T08:31:00Z">
        <w:r w:rsidR="00E30847" w:rsidRPr="00E30847">
          <w:t xml:space="preserve"> 1.0</w:t>
        </w:r>
      </w:ins>
    </w:p>
    <w:p w14:paraId="2305EBD8" w14:textId="6F950AD3" w:rsidR="00E30847" w:rsidRPr="00E30847" w:rsidRDefault="00E30847">
      <w:pPr>
        <w:pStyle w:val="Heading2"/>
        <w:rPr>
          <w:ins w:id="1" w:author="Peter Horsbøll Møller" w:date="2022-02-01T08:34:00Z"/>
        </w:rPr>
        <w:pPrChange w:id="2" w:author="Peter Horsbøll Møller" w:date="2022-02-01T08:36:00Z">
          <w:pPr>
            <w:widowControl w:val="0"/>
            <w:pBdr>
              <w:top w:val="none" w:sz="0" w:space="0" w:color="000000"/>
              <w:left w:val="none" w:sz="0" w:space="0" w:color="000000"/>
              <w:bottom w:val="none" w:sz="0" w:space="0" w:color="000000"/>
              <w:right w:val="none" w:sz="0" w:space="0" w:color="000000"/>
              <w:between w:val="none" w:sz="0" w:space="0" w:color="000000"/>
              <w:bar w:val="none" w:sz="0" w:color="000000"/>
            </w:pBdr>
            <w:shd w:val="clear" w:color="000000" w:fill="000000"/>
            <w:kinsoku w:val="0"/>
            <w:wordWrap w:val="0"/>
            <w:overflowPunct w:val="0"/>
            <w:autoSpaceDE w:val="0"/>
            <w:autoSpaceDN w:val="0"/>
            <w:adjustRightInd w:val="0"/>
            <w:snapToGrid w:val="0"/>
            <w:spacing w:after="0" w:line="0" w:lineRule="atLeast"/>
            <w:textAlignment w:val="top"/>
            <w:outlineLvl w:val="0"/>
          </w:pPr>
        </w:pPrChange>
      </w:pPr>
      <w:ins w:id="3" w:author="Peter Horsbøll Møller" w:date="2022-02-01T08:34:00Z">
        <w:r w:rsidRPr="00E30847">
          <w:t>What is predominance and how can I use it?</w:t>
        </w:r>
      </w:ins>
    </w:p>
    <w:p w14:paraId="509670AA" w14:textId="77777777" w:rsidR="00E30847" w:rsidRPr="00E30847" w:rsidRDefault="00E30847">
      <w:pPr>
        <w:pStyle w:val="NoSpacing"/>
        <w:rPr>
          <w:ins w:id="4" w:author="Peter Horsbøll Møller" w:date="2022-02-01T08:34:00Z"/>
        </w:rPr>
      </w:pPr>
      <w:ins w:id="5" w:author="Peter Horsbøll Møller" w:date="2022-02-01T08:34:00Z">
        <w:r w:rsidRPr="00E30847">
          <w:rPr>
            <w:rPrChange w:id="6" w:author="Peter Horsbøll Møller" w:date="2022-02-01T08:37:00Z">
              <w:rPr>
                <w:b/>
                <w:bCs/>
              </w:rPr>
            </w:rPrChange>
          </w:rPr>
          <w:t>Predominance</w:t>
        </w:r>
        <w:r w:rsidRPr="00E30847">
          <w:t xml:space="preserve"> allows users to compare multiple attributes within a dataset and show the largest (dominant) category and/or value on the map.</w:t>
        </w:r>
      </w:ins>
    </w:p>
    <w:p w14:paraId="3ED0E416" w14:textId="5F66A00C" w:rsidR="00E30847" w:rsidRDefault="00E30847">
      <w:pPr>
        <w:pStyle w:val="NoSpacing"/>
        <w:rPr>
          <w:ins w:id="7" w:author="Peter Horsbøll Møller" w:date="2022-02-01T08:34:00Z"/>
        </w:rPr>
      </w:pPr>
      <w:ins w:id="8" w:author="Peter Horsbøll Møller" w:date="2022-02-01T08:34:00Z">
        <w:r>
          <w:t xml:space="preserve">A simple example would be a table of geographic areas with 2 columns of attributes: </w:t>
        </w:r>
        <w:r>
          <w:rPr>
            <w:i/>
            <w:iCs/>
          </w:rPr>
          <w:t>Males</w:t>
        </w:r>
        <w:r>
          <w:t xml:space="preserve"> and </w:t>
        </w:r>
        <w:r>
          <w:rPr>
            <w:i/>
            <w:iCs/>
          </w:rPr>
          <w:t>Females</w:t>
        </w:r>
        <w:r>
          <w:t>. Predominance would determine the “dominant” gender (Male or Female) in each region.</w:t>
        </w:r>
      </w:ins>
    </w:p>
    <w:p w14:paraId="6ECB08AA" w14:textId="148E2B0F" w:rsidR="00E30847" w:rsidRDefault="00E30847">
      <w:pPr>
        <w:pStyle w:val="NoSpacing"/>
        <w:rPr>
          <w:ins w:id="9" w:author="Peter Horsbøll Møller" w:date="2022-02-01T08:34:00Z"/>
        </w:rPr>
      </w:pPr>
      <w:ins w:id="10" w:author="Peter Horsbøll Møller" w:date="2022-02-01T08:34:00Z">
        <w:r>
          <w:rPr>
            <w:noProof/>
          </w:rPr>
          <w:drawing>
            <wp:inline distT="0" distB="0" distL="0" distR="0" wp14:anchorId="3C26564B" wp14:editId="7E977C72">
              <wp:extent cx="5731510" cy="2983230"/>
              <wp:effectExtent l="0" t="0" r="2540" b="7620"/>
              <wp:docPr id="16" name="Picture 1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p&#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983230"/>
                      </a:xfrm>
                      <a:prstGeom prst="rect">
                        <a:avLst/>
                      </a:prstGeom>
                      <a:noFill/>
                      <a:ln>
                        <a:noFill/>
                      </a:ln>
                    </pic:spPr>
                  </pic:pic>
                </a:graphicData>
              </a:graphic>
            </wp:inline>
          </w:drawing>
        </w:r>
        <w:r>
          <w:t xml:space="preserve"> </w:t>
        </w:r>
      </w:ins>
    </w:p>
    <w:p w14:paraId="0705DC78" w14:textId="013D9314" w:rsidR="00E30847" w:rsidRDefault="00E30847">
      <w:pPr>
        <w:pStyle w:val="NoSpacing"/>
        <w:rPr>
          <w:ins w:id="11" w:author="Peter Horsbøll Møller" w:date="2022-02-01T08:34:00Z"/>
        </w:rPr>
      </w:pPr>
      <w:ins w:id="12" w:author="Peter Horsbøll Møller" w:date="2022-02-01T08:34:00Z">
        <w:r>
          <w:t>An election map (like the one below by ABC News for the 2020 US Election) is another simple example of a predominance map. On a State-by-State basis, it displays which of two or more candidates have the highest total vote count.</w:t>
        </w:r>
      </w:ins>
    </w:p>
    <w:p w14:paraId="06E78CFD" w14:textId="4D4F781B" w:rsidR="00E30847" w:rsidRDefault="00E30847">
      <w:pPr>
        <w:pStyle w:val="NoSpacing"/>
        <w:rPr>
          <w:ins w:id="13" w:author="Peter Horsbøll Møller" w:date="2022-02-01T08:34:00Z"/>
          <w:rFonts w:asciiTheme="minorHAnsi" w:hAnsiTheme="minorHAnsi"/>
        </w:rPr>
      </w:pPr>
      <w:ins w:id="14" w:author="Peter Horsbøll Møller" w:date="2022-02-01T08:34:00Z">
        <w:r>
          <w:rPr>
            <w:noProof/>
          </w:rPr>
          <w:drawing>
            <wp:inline distT="0" distB="0" distL="0" distR="0" wp14:anchorId="25C960A0" wp14:editId="3ABED17A">
              <wp:extent cx="4781550" cy="3101116"/>
              <wp:effectExtent l="0" t="0" r="0" b="4445"/>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p&#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83646" cy="3102475"/>
                      </a:xfrm>
                      <a:prstGeom prst="rect">
                        <a:avLst/>
                      </a:prstGeom>
                      <a:noFill/>
                      <a:ln>
                        <a:noFill/>
                      </a:ln>
                    </pic:spPr>
                  </pic:pic>
                </a:graphicData>
              </a:graphic>
            </wp:inline>
          </w:drawing>
        </w:r>
      </w:ins>
    </w:p>
    <w:p w14:paraId="4FE1D490" w14:textId="77777777" w:rsidR="00E30847" w:rsidRDefault="00E30847">
      <w:pPr>
        <w:pStyle w:val="NoSpacing"/>
        <w:rPr>
          <w:ins w:id="15" w:author="Peter Horsbøll Møller" w:date="2022-02-01T08:34:00Z"/>
        </w:rPr>
      </w:pPr>
      <w:ins w:id="16" w:author="Peter Horsbøll Møller" w:date="2022-02-01T08:34:00Z">
        <w:r>
          <w:lastRenderedPageBreak/>
          <w:t>With more and more data becoming available, the question of “which is the dominant attribute” from a row with multiple attributes, and then displaying this attribute on a map is a valuable method for analyzing data and providing data-driven output to an end user.</w:t>
        </w:r>
      </w:ins>
    </w:p>
    <w:p w14:paraId="2FF2DCE5" w14:textId="5FE082EE" w:rsidR="00E30847" w:rsidRDefault="00E30847">
      <w:pPr>
        <w:pStyle w:val="NoSpacing"/>
        <w:rPr>
          <w:ins w:id="17" w:author="Peter Horsbøll Møller" w:date="2022-02-01T08:34:00Z"/>
        </w:rPr>
      </w:pPr>
      <w:ins w:id="18" w:author="Peter Horsbøll Møller" w:date="2022-02-01T08:34:00Z">
        <w:r>
          <w:t>A predominance map can be applied when there are multiple columns of data that share a common subject and unit of measurement. By using predominance to analyze the multiple columns of related data, a user can determine which column contains the highest, or predominant, value for each geographic feature or reference.</w:t>
        </w:r>
      </w:ins>
    </w:p>
    <w:p w14:paraId="0ED9002C" w14:textId="430BBD4A" w:rsidR="00E30847" w:rsidRDefault="00E30847">
      <w:pPr>
        <w:pStyle w:val="NoSpacing"/>
        <w:rPr>
          <w:ins w:id="19" w:author="Peter Horsbøll Møller" w:date="2022-02-01T08:34:00Z"/>
        </w:rPr>
      </w:pPr>
      <w:ins w:id="20" w:author="Peter Horsbøll Møller" w:date="2022-02-01T08:34:00Z">
        <w:r>
          <w:t>Demographic Data (eg. Census Data) is a prime example of where the value of a predominance analysis could be beneficial. Being able to quickly determine and visualise:</w:t>
        </w:r>
      </w:ins>
    </w:p>
    <w:p w14:paraId="35E84DB5" w14:textId="77777777" w:rsidR="00E30847" w:rsidRDefault="00E30847">
      <w:pPr>
        <w:pStyle w:val="NoSpacing"/>
        <w:numPr>
          <w:ilvl w:val="0"/>
          <w:numId w:val="1"/>
        </w:numPr>
        <w:rPr>
          <w:ins w:id="21" w:author="Peter Horsbøll Møller" w:date="2022-02-01T08:34:00Z"/>
        </w:rPr>
        <w:pPrChange w:id="22" w:author="Peter Horsbøll Møller" w:date="2022-02-01T08:40:00Z">
          <w:pPr>
            <w:pStyle w:val="NoSpacing"/>
          </w:pPr>
        </w:pPrChange>
      </w:pPr>
      <w:ins w:id="23" w:author="Peter Horsbøll Møller" w:date="2022-02-01T08:34:00Z">
        <w:r>
          <w:t>which Age Band is the most dominant;</w:t>
        </w:r>
      </w:ins>
    </w:p>
    <w:p w14:paraId="2BF9FBA9" w14:textId="77777777" w:rsidR="00E30847" w:rsidRDefault="00E30847">
      <w:pPr>
        <w:pStyle w:val="NoSpacing"/>
        <w:numPr>
          <w:ilvl w:val="0"/>
          <w:numId w:val="1"/>
        </w:numPr>
        <w:rPr>
          <w:ins w:id="24" w:author="Peter Horsbøll Møller" w:date="2022-02-01T08:34:00Z"/>
        </w:rPr>
        <w:pPrChange w:id="25" w:author="Peter Horsbøll Møller" w:date="2022-02-01T08:40:00Z">
          <w:pPr>
            <w:pStyle w:val="NoSpacing"/>
          </w:pPr>
        </w:pPrChange>
      </w:pPr>
      <w:ins w:id="26" w:author="Peter Horsbøll Møller" w:date="2022-02-01T08:34:00Z">
        <w:r>
          <w:t>which Income Band is the most dominant; or</w:t>
        </w:r>
      </w:ins>
    </w:p>
    <w:p w14:paraId="3038533E" w14:textId="77777777" w:rsidR="00E30847" w:rsidRDefault="00E30847">
      <w:pPr>
        <w:pStyle w:val="NoSpacing"/>
        <w:numPr>
          <w:ilvl w:val="0"/>
          <w:numId w:val="1"/>
        </w:numPr>
        <w:rPr>
          <w:ins w:id="27" w:author="Peter Horsbøll Møller" w:date="2022-02-01T08:34:00Z"/>
        </w:rPr>
        <w:pPrChange w:id="28" w:author="Peter Horsbøll Møller" w:date="2022-02-01T08:40:00Z">
          <w:pPr>
            <w:pStyle w:val="NoSpacing"/>
          </w:pPr>
        </w:pPrChange>
      </w:pPr>
      <w:ins w:id="29" w:author="Peter Horsbøll Møller" w:date="2022-02-01T08:34:00Z">
        <w:r>
          <w:t>which Profession is the most dominant,</w:t>
        </w:r>
      </w:ins>
    </w:p>
    <w:p w14:paraId="7BDE4AFC" w14:textId="77777777" w:rsidR="00E30847" w:rsidRDefault="00E30847" w:rsidP="00260E8A">
      <w:pPr>
        <w:pStyle w:val="NoSpacing"/>
        <w:rPr>
          <w:ins w:id="30" w:author="Peter Horsbøll Møller" w:date="2022-02-01T08:34:00Z"/>
        </w:rPr>
      </w:pPr>
      <w:ins w:id="31" w:author="Peter Horsbøll Møller" w:date="2022-02-01T08:34:00Z">
        <w:r>
          <w:t>are all simply answered and displayed using the new “Predominance Helper” tool.</w:t>
        </w:r>
      </w:ins>
    </w:p>
    <w:p w14:paraId="19045085" w14:textId="5146CADF" w:rsidR="00E30847" w:rsidRDefault="00E30847" w:rsidP="00260E8A">
      <w:pPr>
        <w:pStyle w:val="NoSpacing"/>
        <w:rPr>
          <w:ins w:id="32" w:author="Peter Horsbøll Møller" w:date="2022-02-01T08:34:00Z"/>
        </w:rPr>
      </w:pPr>
      <w:ins w:id="33" w:author="Peter Horsbøll Møller" w:date="2022-02-01T08:34:00Z">
        <w:r>
          <w:t>The example below illustrates an analysis based on demographic data at a Census geography level to determine which Occupation category is the most dominant in that area. The Predominance Helper tool adds fields for the dominant Category and also the value of that Category (if desired). The resultant Predominance map reflects a clear demarcation across the map-area in terms of “white collar” occupations versus “blue collar” occupations.</w:t>
        </w:r>
      </w:ins>
    </w:p>
    <w:p w14:paraId="506475AB" w14:textId="1674E56E" w:rsidR="00E30847" w:rsidRDefault="00E30847" w:rsidP="00260E8A">
      <w:pPr>
        <w:pStyle w:val="NoSpacing"/>
        <w:rPr>
          <w:ins w:id="34" w:author="Peter Horsbøll Møller" w:date="2022-02-01T08:34:00Z"/>
        </w:rPr>
      </w:pPr>
      <w:ins w:id="35" w:author="Peter Horsbøll Møller" w:date="2022-02-01T08:34:00Z">
        <w:r>
          <w:rPr>
            <w:noProof/>
          </w:rPr>
          <w:drawing>
            <wp:inline distT="0" distB="0" distL="0" distR="0" wp14:anchorId="398CAAC0" wp14:editId="119183AB">
              <wp:extent cx="5727700" cy="1117600"/>
              <wp:effectExtent l="0" t="0" r="6350" b="635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abl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7700" cy="1117600"/>
                      </a:xfrm>
                      <a:prstGeom prst="rect">
                        <a:avLst/>
                      </a:prstGeom>
                      <a:noFill/>
                      <a:ln>
                        <a:noFill/>
                      </a:ln>
                    </pic:spPr>
                  </pic:pic>
                </a:graphicData>
              </a:graphic>
            </wp:inline>
          </w:drawing>
        </w:r>
      </w:ins>
    </w:p>
    <w:p w14:paraId="444E0AED" w14:textId="4EBCC8E7" w:rsidR="00E30847" w:rsidRDefault="00E30847" w:rsidP="00260E8A">
      <w:pPr>
        <w:pStyle w:val="NoSpacing"/>
        <w:rPr>
          <w:ins w:id="36" w:author="Peter Horsbøll Møller" w:date="2022-02-01T08:34:00Z"/>
        </w:rPr>
      </w:pPr>
      <w:ins w:id="37" w:author="Peter Horsbøll Møller" w:date="2022-02-01T08:34:00Z">
        <w:r>
          <w:rPr>
            <w:noProof/>
          </w:rPr>
          <w:drawing>
            <wp:inline distT="0" distB="0" distL="0" distR="0" wp14:anchorId="647F4C4F" wp14:editId="08547482">
              <wp:extent cx="5757202" cy="3130550"/>
              <wp:effectExtent l="0" t="0" r="0" b="0"/>
              <wp:docPr id="13" name="Picture 1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p&#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71347" cy="3138241"/>
                      </a:xfrm>
                      <a:prstGeom prst="rect">
                        <a:avLst/>
                      </a:prstGeom>
                      <a:noFill/>
                      <a:ln>
                        <a:noFill/>
                      </a:ln>
                    </pic:spPr>
                  </pic:pic>
                </a:graphicData>
              </a:graphic>
            </wp:inline>
          </w:drawing>
        </w:r>
      </w:ins>
    </w:p>
    <w:p w14:paraId="5F2E78B5" w14:textId="77777777" w:rsidR="00E30847" w:rsidRDefault="00E30847" w:rsidP="00FE654B">
      <w:pPr>
        <w:pStyle w:val="NoSpacing"/>
        <w:rPr>
          <w:ins w:id="38" w:author="Peter Horsbøll Møller" w:date="2022-02-01T08:34:00Z"/>
        </w:rPr>
      </w:pPr>
      <w:ins w:id="39" w:author="Peter Horsbøll Møller" w:date="2022-02-01T08:34:00Z">
        <w:r>
          <w:lastRenderedPageBreak/>
          <w:t>When the Predominance Helper tool creates both the dominant Category of the data being analyzed as well as that categories Value, by turning the data regions into point objects (eg. using the centroids X &amp; Y values) allows a user to generate a bi-variate thematic map using the dominant Category to colour the point and the relevant Value can be reflected in the size of the point object.</w:t>
        </w:r>
      </w:ins>
    </w:p>
    <w:p w14:paraId="7A993B8B" w14:textId="77777777" w:rsidR="00E30847" w:rsidRDefault="00E30847">
      <w:pPr>
        <w:pStyle w:val="NoSpacing"/>
        <w:rPr>
          <w:ins w:id="40" w:author="Peter Horsbøll Møller" w:date="2022-02-01T08:34:00Z"/>
        </w:rPr>
      </w:pPr>
      <w:ins w:id="41" w:author="Peter Horsbøll Møller" w:date="2022-02-01T08:34:00Z">
        <w:r>
          <w:t>The example below displays the dominant “Household Income Band” as an Individual thematic of the dot displayed, and then uses varying size point Range thematic to reflect the Value of the dominant Category.</w:t>
        </w:r>
      </w:ins>
    </w:p>
    <w:p w14:paraId="604CE3DD" w14:textId="7425DCB1" w:rsidR="00E30847" w:rsidRDefault="00E30847">
      <w:pPr>
        <w:pStyle w:val="NoSpacing"/>
        <w:rPr>
          <w:ins w:id="42" w:author="Peter Horsbøll Møller" w:date="2022-02-01T08:34:00Z"/>
        </w:rPr>
      </w:pPr>
      <w:ins w:id="43" w:author="Peter Horsbøll Møller" w:date="2022-02-01T08:34:00Z">
        <w:r>
          <w:rPr>
            <w:noProof/>
          </w:rPr>
          <w:drawing>
            <wp:inline distT="0" distB="0" distL="0" distR="0" wp14:anchorId="029F5443" wp14:editId="291A61C7">
              <wp:extent cx="5727700" cy="6477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7700" cy="647700"/>
                      </a:xfrm>
                      <a:prstGeom prst="rect">
                        <a:avLst/>
                      </a:prstGeom>
                      <a:noFill/>
                      <a:ln>
                        <a:noFill/>
                      </a:ln>
                    </pic:spPr>
                  </pic:pic>
                </a:graphicData>
              </a:graphic>
            </wp:inline>
          </w:drawing>
        </w:r>
      </w:ins>
    </w:p>
    <w:p w14:paraId="0D3EB122" w14:textId="483818AE" w:rsidR="00E30847" w:rsidRDefault="00E30847">
      <w:pPr>
        <w:pStyle w:val="NoSpacing"/>
        <w:rPr>
          <w:ins w:id="44" w:author="Peter Horsbøll Møller" w:date="2022-02-01T08:34:00Z"/>
        </w:rPr>
      </w:pPr>
      <w:ins w:id="45" w:author="Peter Horsbøll Møller" w:date="2022-02-01T08:34:00Z">
        <w:r>
          <w:rPr>
            <w:noProof/>
          </w:rPr>
          <w:drawing>
            <wp:inline distT="0" distB="0" distL="0" distR="0" wp14:anchorId="35702E7C" wp14:editId="5237F829">
              <wp:extent cx="5731510" cy="3116580"/>
              <wp:effectExtent l="0" t="0" r="2540" b="7620"/>
              <wp:docPr id="11" name="Picture 1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p&#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116580"/>
                      </a:xfrm>
                      <a:prstGeom prst="rect">
                        <a:avLst/>
                      </a:prstGeom>
                      <a:noFill/>
                      <a:ln>
                        <a:noFill/>
                      </a:ln>
                    </pic:spPr>
                  </pic:pic>
                </a:graphicData>
              </a:graphic>
            </wp:inline>
          </w:drawing>
        </w:r>
      </w:ins>
    </w:p>
    <w:p w14:paraId="14F74C99" w14:textId="77777777" w:rsidR="00E30847" w:rsidRDefault="00E30847">
      <w:pPr>
        <w:pStyle w:val="NoSpacing"/>
        <w:rPr>
          <w:ins w:id="46" w:author="Peter Horsbøll Møller" w:date="2022-02-01T08:34:00Z"/>
        </w:rPr>
      </w:pPr>
      <w:ins w:id="47" w:author="Peter Horsbøll Møller" w:date="2022-02-01T08:34:00Z">
        <w:r>
          <w:t>Sales Analysis is another dataset that can benefit from using the Predominance helper tool to deliver an analysis and visualisation to deliver location intelligence outputs that could be otherwsie hidden in amongst the raw data.</w:t>
        </w:r>
      </w:ins>
    </w:p>
    <w:p w14:paraId="7E86561C" w14:textId="77777777" w:rsidR="00E30847" w:rsidRDefault="00E30847">
      <w:pPr>
        <w:pStyle w:val="NoSpacing"/>
        <w:rPr>
          <w:ins w:id="48" w:author="Peter Horsbøll Møller" w:date="2022-02-01T08:34:00Z"/>
        </w:rPr>
      </w:pPr>
      <w:ins w:id="49" w:author="Peter Horsbøll Møller" w:date="2022-02-01T08:34:00Z">
        <w:r>
          <w:t>In this example, we are determining which brand/model of luxury SUV had the most sales (map displays dominant brand/model by region).</w:t>
        </w:r>
      </w:ins>
    </w:p>
    <w:p w14:paraId="2AC9BB20" w14:textId="5D1B1615" w:rsidR="00E30847" w:rsidRDefault="00E30847">
      <w:pPr>
        <w:pStyle w:val="NoSpacing"/>
        <w:rPr>
          <w:ins w:id="50" w:author="Peter Horsbøll Møller" w:date="2022-02-01T08:34:00Z"/>
        </w:rPr>
      </w:pPr>
      <w:ins w:id="51" w:author="Peter Horsbøll Møller" w:date="2022-02-01T08:34:00Z">
        <w:r>
          <w:rPr>
            <w:noProof/>
          </w:rPr>
          <w:drawing>
            <wp:inline distT="0" distB="0" distL="0" distR="0" wp14:anchorId="2BB421F8" wp14:editId="327567C7">
              <wp:extent cx="5731510" cy="1370965"/>
              <wp:effectExtent l="0" t="0" r="2540" b="635"/>
              <wp:docPr id="10" name="Picture 1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lenda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b="40157"/>
                      <a:stretch>
                        <a:fillRect/>
                      </a:stretch>
                    </pic:blipFill>
                    <pic:spPr bwMode="auto">
                      <a:xfrm>
                        <a:off x="0" y="0"/>
                        <a:ext cx="5731510" cy="1370965"/>
                      </a:xfrm>
                      <a:prstGeom prst="rect">
                        <a:avLst/>
                      </a:prstGeom>
                      <a:noFill/>
                      <a:ln>
                        <a:noFill/>
                      </a:ln>
                    </pic:spPr>
                  </pic:pic>
                </a:graphicData>
              </a:graphic>
            </wp:inline>
          </w:drawing>
        </w:r>
      </w:ins>
    </w:p>
    <w:p w14:paraId="181C8F26" w14:textId="77777777" w:rsidR="00E30847" w:rsidRDefault="00E30847">
      <w:pPr>
        <w:pStyle w:val="NoSpacing"/>
        <w:rPr>
          <w:ins w:id="52" w:author="Peter Horsbøll Møller" w:date="2022-02-01T08:34:00Z"/>
        </w:rPr>
      </w:pPr>
    </w:p>
    <w:p w14:paraId="1AAC6B17" w14:textId="31F42EFC" w:rsidR="00E30847" w:rsidRDefault="00E30847">
      <w:pPr>
        <w:pStyle w:val="NoSpacing"/>
        <w:rPr>
          <w:ins w:id="53" w:author="Peter Horsbøll Møller" w:date="2022-02-01T08:34:00Z"/>
        </w:rPr>
      </w:pPr>
      <w:ins w:id="54" w:author="Peter Horsbøll Møller" w:date="2022-02-01T08:34:00Z">
        <w:r>
          <w:rPr>
            <w:noProof/>
          </w:rPr>
          <w:lastRenderedPageBreak/>
          <w:drawing>
            <wp:inline distT="0" distB="0" distL="0" distR="0" wp14:anchorId="3887E62F" wp14:editId="5B499C0B">
              <wp:extent cx="5731510" cy="3116580"/>
              <wp:effectExtent l="0" t="0" r="2540" b="7620"/>
              <wp:docPr id="9" name="Picture 9"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map of the world&#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116580"/>
                      </a:xfrm>
                      <a:prstGeom prst="rect">
                        <a:avLst/>
                      </a:prstGeom>
                      <a:noFill/>
                      <a:ln>
                        <a:noFill/>
                      </a:ln>
                    </pic:spPr>
                  </pic:pic>
                </a:graphicData>
              </a:graphic>
            </wp:inline>
          </w:drawing>
        </w:r>
      </w:ins>
    </w:p>
    <w:p w14:paraId="182096DA" w14:textId="2D16ABDA" w:rsidR="00E30847" w:rsidDel="00E30847" w:rsidRDefault="00E30847">
      <w:pPr>
        <w:pStyle w:val="Heading2"/>
        <w:rPr>
          <w:del w:id="55" w:author="Peter Horsbøll Møller" w:date="2022-02-01T08:34:00Z"/>
        </w:rPr>
        <w:pPrChange w:id="56" w:author="Peter Horsbøll Møller" w:date="2022-02-01T08:38:00Z">
          <w:pPr>
            <w:pStyle w:val="NoSpacing"/>
          </w:pPr>
        </w:pPrChange>
      </w:pPr>
    </w:p>
    <w:p w14:paraId="672AC436" w14:textId="57D05EC0" w:rsidR="00E30847" w:rsidRPr="00E30847" w:rsidRDefault="00E30847">
      <w:pPr>
        <w:pStyle w:val="Heading2"/>
        <w:rPr>
          <w:ins w:id="57" w:author="Peter Horsbøll Møller" w:date="2022-02-01T08:31:00Z"/>
          <w:rPrChange w:id="58" w:author="Peter Horsbøll Møller" w:date="2022-02-01T08:31:00Z">
            <w:rPr>
              <w:ins w:id="59" w:author="Peter Horsbøll Møller" w:date="2022-02-01T08:31:00Z"/>
              <w:i/>
              <w:iCs/>
              <w:color w:val="7030A0"/>
            </w:rPr>
          </w:rPrChange>
        </w:rPr>
      </w:pPr>
      <w:ins w:id="60" w:author="Peter Horsbøll Møller" w:date="2022-02-01T08:31:00Z">
        <w:r w:rsidRPr="00E30847">
          <w:rPr>
            <w:rPrChange w:id="61" w:author="Peter Horsbøll Møller" w:date="2022-02-01T08:31:00Z">
              <w:rPr>
                <w:i/>
                <w:iCs/>
                <w:color w:val="7030A0"/>
              </w:rPr>
            </w:rPrChange>
          </w:rPr>
          <w:t>Using the Predominance Helper tool</w:t>
        </w:r>
      </w:ins>
    </w:p>
    <w:p w14:paraId="756EC5E6" w14:textId="23E1AB6C" w:rsidR="00EE6E08" w:rsidRPr="00260E8A" w:rsidDel="00E30847" w:rsidRDefault="000426FE">
      <w:pPr>
        <w:pStyle w:val="NoSpacing"/>
        <w:rPr>
          <w:del w:id="62" w:author="Peter Horsbøll Møller" w:date="2022-02-01T08:30:00Z"/>
          <w:i/>
          <w:iCs/>
          <w:color w:val="5B9BD5" w:themeColor="accent5"/>
          <w:rPrChange w:id="63" w:author="Peter Horsbøll Møller" w:date="2022-02-01T08:42:00Z">
            <w:rPr>
              <w:del w:id="64" w:author="Peter Horsbøll Møller" w:date="2022-02-01T08:30:00Z"/>
            </w:rPr>
          </w:rPrChange>
        </w:rPr>
        <w:pPrChange w:id="65" w:author="Peter Horsbøll Møller" w:date="2022-02-01T08:40:00Z">
          <w:pPr>
            <w:pStyle w:val="Heading2"/>
          </w:pPr>
        </w:pPrChange>
      </w:pPr>
      <w:r w:rsidRPr="00260E8A">
        <w:rPr>
          <w:b/>
          <w:bCs/>
          <w:i/>
          <w:iCs/>
          <w:color w:val="5B9BD5" w:themeColor="accent5"/>
          <w:rPrChange w:id="66" w:author="Peter Horsbøll Møller" w:date="2022-02-01T08:42:00Z">
            <w:rPr>
              <w:b w:val="0"/>
              <w:bCs w:val="0"/>
            </w:rPr>
          </w:rPrChange>
        </w:rPr>
        <w:t>NOTE:</w:t>
      </w:r>
      <w:r w:rsidRPr="00260E8A">
        <w:rPr>
          <w:i/>
          <w:iCs/>
          <w:color w:val="5B9BD5" w:themeColor="accent5"/>
          <w:rPrChange w:id="67" w:author="Peter Horsbøll Møller" w:date="2022-02-01T08:42:00Z">
            <w:rPr>
              <w:b w:val="0"/>
              <w:bCs w:val="0"/>
            </w:rPr>
          </w:rPrChange>
        </w:rPr>
        <w:t xml:space="preserve"> </w:t>
      </w:r>
      <w:del w:id="68" w:author="Peter Horsbøll Møller" w:date="2022-02-01T08:42:00Z">
        <w:r w:rsidRPr="00260E8A" w:rsidDel="00260E8A">
          <w:rPr>
            <w:i/>
            <w:iCs/>
            <w:color w:val="5B9BD5" w:themeColor="accent5"/>
            <w:rPrChange w:id="69" w:author="Peter Horsbøll Møller" w:date="2022-02-01T08:42:00Z">
              <w:rPr>
                <w:b w:val="0"/>
                <w:bCs w:val="0"/>
              </w:rPr>
            </w:rPrChange>
          </w:rPr>
          <w:delText xml:space="preserve"> </w:delText>
        </w:r>
      </w:del>
      <w:r w:rsidR="00EE6E08" w:rsidRPr="00260E8A">
        <w:rPr>
          <w:i/>
          <w:iCs/>
          <w:color w:val="5B9BD5" w:themeColor="accent5"/>
          <w:rPrChange w:id="70" w:author="Peter Horsbøll Møller" w:date="2022-02-01T08:42:00Z">
            <w:rPr>
              <w:b w:val="0"/>
              <w:bCs w:val="0"/>
            </w:rPr>
          </w:rPrChange>
        </w:rPr>
        <w:t>Given this tool does modify</w:t>
      </w:r>
      <w:r w:rsidRPr="00260E8A">
        <w:rPr>
          <w:i/>
          <w:iCs/>
          <w:color w:val="5B9BD5" w:themeColor="accent5"/>
          <w:rPrChange w:id="71" w:author="Peter Horsbøll Møller" w:date="2022-02-01T08:42:00Z">
            <w:rPr>
              <w:b w:val="0"/>
              <w:bCs w:val="0"/>
            </w:rPr>
          </w:rPrChange>
        </w:rPr>
        <w:t xml:space="preserve"> the table structure consideration should be given to saving a copy of the original data.</w:t>
      </w:r>
    </w:p>
    <w:p w14:paraId="637D7361" w14:textId="5EC03A69" w:rsidR="00A763BD" w:rsidRPr="00260E8A" w:rsidRDefault="00A763BD">
      <w:pPr>
        <w:pStyle w:val="NoSpacing"/>
        <w:rPr>
          <w:i/>
          <w:iCs/>
          <w:color w:val="5B9BD5" w:themeColor="accent5"/>
          <w:rPrChange w:id="72" w:author="Peter Horsbøll Møller" w:date="2022-02-01T08:42:00Z">
            <w:rPr/>
          </w:rPrChange>
        </w:rPr>
      </w:pPr>
    </w:p>
    <w:p w14:paraId="3E45FA32" w14:textId="2B06516E" w:rsidR="00A763BD" w:rsidDel="00E30847" w:rsidRDefault="00A763BD">
      <w:pPr>
        <w:pStyle w:val="NoSpacing"/>
        <w:rPr>
          <w:del w:id="73" w:author="Peter Horsbøll Møller" w:date="2022-02-01T08:38:00Z"/>
        </w:rPr>
      </w:pPr>
    </w:p>
    <w:p w14:paraId="407F94EC" w14:textId="011318BB" w:rsidR="000426FE" w:rsidRDefault="000426FE">
      <w:pPr>
        <w:pStyle w:val="NoSpacing"/>
      </w:pPr>
      <w:r>
        <w:t xml:space="preserve">The Predominance Helper tool relies on having a spatially enabled table of data containing multiple </w:t>
      </w:r>
      <w:r w:rsidR="00A763BD">
        <w:t xml:space="preserve">numeric </w:t>
      </w:r>
      <w:r>
        <w:t>variables against each object record.</w:t>
      </w:r>
      <w:del w:id="74" w:author="Peter Horsbøll Møller" w:date="2022-02-01T08:40:00Z">
        <w:r w:rsidDel="00260E8A">
          <w:delText xml:space="preserve">  Refer to the </w:delText>
        </w:r>
        <w:r w:rsidR="00A763BD" w:rsidDel="00260E8A">
          <w:delText>Support document that provides more detail on what the Predominance Helper tool can be used for.</w:delText>
        </w:r>
      </w:del>
    </w:p>
    <w:p w14:paraId="2D7615BA" w14:textId="7280443C" w:rsidR="00A763BD" w:rsidDel="00E30847" w:rsidRDefault="00A763BD">
      <w:pPr>
        <w:pStyle w:val="NoSpacing"/>
        <w:rPr>
          <w:del w:id="75" w:author="Peter Horsbøll Møller" w:date="2022-02-01T08:38:00Z"/>
        </w:rPr>
      </w:pPr>
    </w:p>
    <w:p w14:paraId="0A3CD1DE" w14:textId="4D3D89E6" w:rsidR="00A763BD" w:rsidRDefault="00A763BD">
      <w:pPr>
        <w:pStyle w:val="NoSpacing"/>
      </w:pPr>
      <w:r>
        <w:t xml:space="preserve">Access Predominance Helper by going to the TABLE tab and the tool can be found in the “Calculate” </w:t>
      </w:r>
      <w:del w:id="76" w:author="Peter Horsbøll Møller" w:date="2022-02-01T08:42:00Z">
        <w:r w:rsidR="000004A9" w:rsidDel="00260E8A">
          <w:delText>menu</w:delText>
        </w:r>
      </w:del>
      <w:ins w:id="77" w:author="Peter Horsbøll Møller" w:date="2022-02-01T08:42:00Z">
        <w:r w:rsidR="00260E8A">
          <w:t>group</w:t>
        </w:r>
      </w:ins>
      <w:r>
        <w:t>.</w:t>
      </w:r>
      <w:r w:rsidR="000004A9">
        <w:t xml:space="preserve"> </w:t>
      </w:r>
      <w:del w:id="78" w:author="Peter Horsbøll Møller" w:date="2022-02-01T08:42:00Z">
        <w:r w:rsidR="000004A9" w:rsidDel="00260E8A">
          <w:delText xml:space="preserve"> </w:delText>
        </w:r>
      </w:del>
      <w:r w:rsidR="000004A9">
        <w:t>Click on the icon called “Calculate Predominance”.</w:t>
      </w:r>
    </w:p>
    <w:p w14:paraId="0466732A" w14:textId="3DC6A7A9" w:rsidR="000004A9" w:rsidDel="00E30847" w:rsidRDefault="000004A9">
      <w:pPr>
        <w:pStyle w:val="NoSpacing"/>
        <w:rPr>
          <w:del w:id="79" w:author="Peter Horsbøll Møller" w:date="2022-02-01T08:38:00Z"/>
        </w:rPr>
      </w:pPr>
    </w:p>
    <w:p w14:paraId="24A7EB2A" w14:textId="416EDCA1" w:rsidR="000004A9" w:rsidRDefault="000004A9">
      <w:pPr>
        <w:pStyle w:val="NoSpacing"/>
      </w:pPr>
      <w:r w:rsidRPr="000004A9">
        <w:rPr>
          <w:noProof/>
        </w:rPr>
        <w:drawing>
          <wp:inline distT="0" distB="0" distL="0" distR="0" wp14:anchorId="0D480D9C" wp14:editId="03828682">
            <wp:extent cx="5731510" cy="1640840"/>
            <wp:effectExtent l="0" t="0" r="2540" b="0"/>
            <wp:docPr id="1"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pic:nvPicPr>
                  <pic:blipFill>
                    <a:blip r:embed="rId15"/>
                    <a:stretch>
                      <a:fillRect/>
                    </a:stretch>
                  </pic:blipFill>
                  <pic:spPr>
                    <a:xfrm>
                      <a:off x="0" y="0"/>
                      <a:ext cx="5731510" cy="1640840"/>
                    </a:xfrm>
                    <a:prstGeom prst="rect">
                      <a:avLst/>
                    </a:prstGeom>
                  </pic:spPr>
                </pic:pic>
              </a:graphicData>
            </a:graphic>
          </wp:inline>
        </w:drawing>
      </w:r>
    </w:p>
    <w:p w14:paraId="5512D731" w14:textId="091ACD99" w:rsidR="000004A9" w:rsidDel="00E30847" w:rsidRDefault="000004A9">
      <w:pPr>
        <w:pStyle w:val="NoSpacing"/>
        <w:rPr>
          <w:del w:id="80" w:author="Peter Horsbøll Møller" w:date="2022-02-01T08:39:00Z"/>
        </w:rPr>
      </w:pPr>
    </w:p>
    <w:p w14:paraId="416815BF" w14:textId="1A794CAE" w:rsidR="000004A9" w:rsidRDefault="00725191">
      <w:pPr>
        <w:pStyle w:val="NoSpacing"/>
        <w:rPr>
          <w:ins w:id="81" w:author="Peter Horsbøll Møller" w:date="2022-02-02T07:57:00Z"/>
        </w:rPr>
      </w:pPr>
      <w:r>
        <w:t>A dialog box will appear allowing the user to choose the relevant table to use and then the desired columns containing the data to be used.</w:t>
      </w:r>
    </w:p>
    <w:p w14:paraId="3A7F5DBE" w14:textId="72913D13" w:rsidR="00A109E5" w:rsidRDefault="00A109E5">
      <w:pPr>
        <w:pStyle w:val="NoSpacing"/>
      </w:pPr>
      <w:ins w:id="82" w:author="Peter Horsbøll Møller" w:date="2022-02-02T07:57:00Z">
        <w:r>
          <w:t>You can use the Open… button to open the table you want to use in case it isn’t already open.</w:t>
        </w:r>
      </w:ins>
    </w:p>
    <w:p w14:paraId="1936DA60" w14:textId="77777777" w:rsidR="00725191" w:rsidRDefault="00725191">
      <w:pPr>
        <w:pStyle w:val="NoSpacing"/>
      </w:pPr>
    </w:p>
    <w:p w14:paraId="56E1657C" w14:textId="0B21BC4F" w:rsidR="00725191" w:rsidRDefault="00725191">
      <w:pPr>
        <w:pStyle w:val="NoSpacing"/>
      </w:pPr>
      <w:r w:rsidRPr="00725191">
        <w:rPr>
          <w:noProof/>
        </w:rPr>
        <w:lastRenderedPageBreak/>
        <w:drawing>
          <wp:inline distT="0" distB="0" distL="0" distR="0" wp14:anchorId="4931A2BF" wp14:editId="6518B545">
            <wp:extent cx="2808000" cy="2023092"/>
            <wp:effectExtent l="0" t="0" r="0" b="0"/>
            <wp:docPr id="2" name="Picture 2"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with low confidence"/>
                    <pic:cNvPicPr/>
                  </pic:nvPicPr>
                  <pic:blipFill>
                    <a:blip r:embed="rId16"/>
                    <a:stretch>
                      <a:fillRect/>
                    </a:stretch>
                  </pic:blipFill>
                  <pic:spPr>
                    <a:xfrm>
                      <a:off x="0" y="0"/>
                      <a:ext cx="2808000" cy="2023092"/>
                    </a:xfrm>
                    <a:prstGeom prst="rect">
                      <a:avLst/>
                    </a:prstGeom>
                  </pic:spPr>
                </pic:pic>
              </a:graphicData>
            </a:graphic>
          </wp:inline>
        </w:drawing>
      </w:r>
      <w:r>
        <w:t xml:space="preserve">  </w:t>
      </w:r>
      <w:r w:rsidRPr="00725191">
        <w:rPr>
          <w:noProof/>
        </w:rPr>
        <w:drawing>
          <wp:inline distT="0" distB="0" distL="0" distR="0" wp14:anchorId="2841E949" wp14:editId="79C76767">
            <wp:extent cx="2808000" cy="2073801"/>
            <wp:effectExtent l="0" t="0" r="0" b="3175"/>
            <wp:docPr id="3" name="Picture 3"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map&#10;&#10;Description automatically generated"/>
                    <pic:cNvPicPr/>
                  </pic:nvPicPr>
                  <pic:blipFill>
                    <a:blip r:embed="rId17"/>
                    <a:stretch>
                      <a:fillRect/>
                    </a:stretch>
                  </pic:blipFill>
                  <pic:spPr>
                    <a:xfrm>
                      <a:off x="0" y="0"/>
                      <a:ext cx="2808000" cy="2073801"/>
                    </a:xfrm>
                    <a:prstGeom prst="rect">
                      <a:avLst/>
                    </a:prstGeom>
                  </pic:spPr>
                </pic:pic>
              </a:graphicData>
            </a:graphic>
          </wp:inline>
        </w:drawing>
      </w:r>
    </w:p>
    <w:p w14:paraId="6E49078C" w14:textId="644E19D5" w:rsidR="00725191" w:rsidDel="00E30847" w:rsidRDefault="00725191">
      <w:pPr>
        <w:pStyle w:val="NoSpacing"/>
        <w:rPr>
          <w:del w:id="83" w:author="Peter Horsbøll Møller" w:date="2022-02-01T08:39:00Z"/>
        </w:rPr>
      </w:pPr>
    </w:p>
    <w:p w14:paraId="393FB973" w14:textId="7CE9F14A" w:rsidR="00725191" w:rsidRDefault="00725191">
      <w:pPr>
        <w:pStyle w:val="NoSpacing"/>
      </w:pPr>
      <w:r>
        <w:t>Once the columns have been selected, click OK.</w:t>
      </w:r>
    </w:p>
    <w:p w14:paraId="35DA9D7E" w14:textId="78D93C6C" w:rsidR="00725191" w:rsidDel="00260E8A" w:rsidRDefault="00725191">
      <w:pPr>
        <w:pStyle w:val="NoSpacing"/>
        <w:rPr>
          <w:del w:id="84" w:author="Peter Horsbøll Møller" w:date="2022-02-01T08:39:00Z"/>
        </w:rPr>
      </w:pPr>
    </w:p>
    <w:p w14:paraId="6768BD58" w14:textId="40EFEA94" w:rsidR="00B46858" w:rsidDel="00260E8A" w:rsidRDefault="00B46858">
      <w:pPr>
        <w:pStyle w:val="NoSpacing"/>
        <w:rPr>
          <w:del w:id="85" w:author="Peter Horsbøll Møller" w:date="2022-02-01T08:39:00Z"/>
        </w:rPr>
      </w:pPr>
    </w:p>
    <w:p w14:paraId="58F5FE49" w14:textId="4F07069B" w:rsidR="00B46858" w:rsidDel="00260E8A" w:rsidRDefault="00B46858">
      <w:pPr>
        <w:pStyle w:val="NoSpacing"/>
        <w:rPr>
          <w:del w:id="86" w:author="Peter Horsbøll Møller" w:date="2022-02-01T08:39:00Z"/>
        </w:rPr>
      </w:pPr>
    </w:p>
    <w:p w14:paraId="7179B5B2" w14:textId="5B955627" w:rsidR="00B46858" w:rsidDel="00260E8A" w:rsidRDefault="00B46858">
      <w:pPr>
        <w:pStyle w:val="NoSpacing"/>
        <w:rPr>
          <w:del w:id="87" w:author="Peter Horsbøll Møller" w:date="2022-02-01T08:39:00Z"/>
        </w:rPr>
      </w:pPr>
    </w:p>
    <w:p w14:paraId="5924BCD8" w14:textId="0B16FAF3" w:rsidR="00B46858" w:rsidDel="00260E8A" w:rsidRDefault="00B46858">
      <w:pPr>
        <w:pStyle w:val="NoSpacing"/>
        <w:rPr>
          <w:del w:id="88" w:author="Peter Horsbøll Møller" w:date="2022-02-01T08:39:00Z"/>
        </w:rPr>
      </w:pPr>
    </w:p>
    <w:p w14:paraId="1370A5BE" w14:textId="0BA5FB85" w:rsidR="00B46858" w:rsidDel="00260E8A" w:rsidRDefault="00B46858">
      <w:pPr>
        <w:pStyle w:val="NoSpacing"/>
        <w:rPr>
          <w:del w:id="89" w:author="Peter Horsbøll Møller" w:date="2022-02-01T08:39:00Z"/>
        </w:rPr>
      </w:pPr>
    </w:p>
    <w:p w14:paraId="1EF93C80" w14:textId="79AEDC7A" w:rsidR="00B46858" w:rsidDel="00260E8A" w:rsidRDefault="00B46858">
      <w:pPr>
        <w:pStyle w:val="NoSpacing"/>
        <w:rPr>
          <w:del w:id="90" w:author="Peter Horsbøll Møller" w:date="2022-02-01T08:39:00Z"/>
        </w:rPr>
      </w:pPr>
    </w:p>
    <w:p w14:paraId="4ACF82F9" w14:textId="444D393E" w:rsidR="00B46858" w:rsidDel="00260E8A" w:rsidRDefault="00B46858">
      <w:pPr>
        <w:pStyle w:val="NoSpacing"/>
        <w:rPr>
          <w:del w:id="91" w:author="Peter Horsbøll Møller" w:date="2022-02-01T08:39:00Z"/>
        </w:rPr>
      </w:pPr>
    </w:p>
    <w:p w14:paraId="5A5DE156" w14:textId="6199E25A" w:rsidR="00B46858" w:rsidDel="00260E8A" w:rsidRDefault="00B46858">
      <w:pPr>
        <w:pStyle w:val="NoSpacing"/>
        <w:rPr>
          <w:del w:id="92" w:author="Peter Horsbøll Møller" w:date="2022-02-01T08:39:00Z"/>
        </w:rPr>
      </w:pPr>
    </w:p>
    <w:p w14:paraId="671C4B5E" w14:textId="678D86F0" w:rsidR="00B46858" w:rsidDel="00260E8A" w:rsidRDefault="00B46858">
      <w:pPr>
        <w:pStyle w:val="NoSpacing"/>
        <w:rPr>
          <w:del w:id="93" w:author="Peter Horsbøll Møller" w:date="2022-02-01T08:39:00Z"/>
        </w:rPr>
      </w:pPr>
    </w:p>
    <w:p w14:paraId="7BDC19A3" w14:textId="3B7E82C6" w:rsidR="00725191" w:rsidDel="00260E8A" w:rsidRDefault="00725191">
      <w:pPr>
        <w:pStyle w:val="NoSpacing"/>
        <w:rPr>
          <w:del w:id="94" w:author="Peter Horsbøll Møller" w:date="2022-02-01T08:39:00Z"/>
        </w:rPr>
      </w:pPr>
      <w:r>
        <w:t xml:space="preserve">The next screen of the dialog will appear allowing the user to </w:t>
      </w:r>
      <w:del w:id="95" w:author="Peter Horsbøll Møller" w:date="2022-02-01T08:20:00Z">
        <w:r w:rsidDel="00F57D13">
          <w:delText>rename any</w:delText>
        </w:r>
      </w:del>
      <w:ins w:id="96" w:author="Peter Horsbøll Møller" w:date="2022-02-01T08:20:00Z">
        <w:r w:rsidR="00F57D13">
          <w:t>specify a friendlier name for any</w:t>
        </w:r>
      </w:ins>
      <w:r>
        <w:t xml:space="preserve"> column name if deemed necessary</w:t>
      </w:r>
      <w:r w:rsidR="00B46858">
        <w:t>.</w:t>
      </w:r>
      <w:ins w:id="97" w:author="Peter Horsbøll Møller" w:date="2022-02-01T08:20:00Z">
        <w:r w:rsidR="00F57D13">
          <w:t xml:space="preserve"> </w:t>
        </w:r>
      </w:ins>
      <w:ins w:id="98" w:author="Peter Horsbøll Møller" w:date="2022-02-01T08:21:00Z">
        <w:r w:rsidR="00F57D13">
          <w:t xml:space="preserve">By default, the Predominance Helper tool </w:t>
        </w:r>
      </w:ins>
      <w:ins w:id="99" w:author="Peter Horsbøll Møller" w:date="2022-02-01T08:20:00Z">
        <w:r w:rsidR="00F57D13">
          <w:t>change</w:t>
        </w:r>
      </w:ins>
      <w:ins w:id="100" w:author="Peter Horsbøll Møller" w:date="2022-02-01T08:21:00Z">
        <w:r w:rsidR="00F57D13">
          <w:t>s</w:t>
        </w:r>
      </w:ins>
      <w:ins w:id="101" w:author="Peter Horsbøll Møller" w:date="2022-02-01T08:20:00Z">
        <w:r w:rsidR="00F57D13">
          <w:t xml:space="preserve"> </w:t>
        </w:r>
      </w:ins>
      <w:ins w:id="102" w:author="Peter Horsbøll Møller" w:date="2022-02-01T08:22:00Z">
        <w:r w:rsidR="00F57D13">
          <w:t xml:space="preserve">three underscores into a </w:t>
        </w:r>
      </w:ins>
      <w:ins w:id="103" w:author="Peter Horsbøll Møller" w:date="2022-02-01T08:23:00Z">
        <w:r w:rsidR="00F57D13">
          <w:t xml:space="preserve">dash with a space on each side and a single and two underscores </w:t>
        </w:r>
      </w:ins>
      <w:ins w:id="104" w:author="Peter Horsbøll Møller" w:date="2022-02-01T08:20:00Z">
        <w:r w:rsidR="00F57D13">
          <w:t xml:space="preserve">into </w:t>
        </w:r>
      </w:ins>
      <w:ins w:id="105" w:author="Peter Horsbøll Møller" w:date="2022-02-01T08:23:00Z">
        <w:r w:rsidR="00F57D13">
          <w:t xml:space="preserve">a </w:t>
        </w:r>
      </w:ins>
      <w:ins w:id="106" w:author="Peter Horsbøll Møller" w:date="2022-02-01T08:20:00Z">
        <w:r w:rsidR="00F57D13">
          <w:t>space</w:t>
        </w:r>
      </w:ins>
      <w:ins w:id="107" w:author="Peter Horsbøll Møller" w:date="2022-02-01T08:21:00Z">
        <w:r w:rsidR="00F57D13">
          <w:t>.</w:t>
        </w:r>
      </w:ins>
    </w:p>
    <w:p w14:paraId="339ED604" w14:textId="6F851724" w:rsidR="00B46858" w:rsidRDefault="00B46858">
      <w:pPr>
        <w:pStyle w:val="NoSpacing"/>
      </w:pPr>
    </w:p>
    <w:p w14:paraId="5FD5A90D" w14:textId="43844A1D" w:rsidR="00B46858" w:rsidRDefault="00B46858">
      <w:pPr>
        <w:pStyle w:val="NoSpacing"/>
      </w:pPr>
      <w:r w:rsidRPr="00B46858">
        <w:rPr>
          <w:noProof/>
        </w:rPr>
        <w:drawing>
          <wp:inline distT="0" distB="0" distL="0" distR="0" wp14:anchorId="1E34F0FE" wp14:editId="4BF73C8B">
            <wp:extent cx="5731510" cy="4345940"/>
            <wp:effectExtent l="0" t="0" r="254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8"/>
                    <a:stretch>
                      <a:fillRect/>
                    </a:stretch>
                  </pic:blipFill>
                  <pic:spPr>
                    <a:xfrm>
                      <a:off x="0" y="0"/>
                      <a:ext cx="5731510" cy="4345940"/>
                    </a:xfrm>
                    <a:prstGeom prst="rect">
                      <a:avLst/>
                    </a:prstGeom>
                  </pic:spPr>
                </pic:pic>
              </a:graphicData>
            </a:graphic>
          </wp:inline>
        </w:drawing>
      </w:r>
    </w:p>
    <w:p w14:paraId="451C02C4" w14:textId="7F6BBABF" w:rsidR="00B46858" w:rsidDel="00260E8A" w:rsidRDefault="00B46858">
      <w:pPr>
        <w:pStyle w:val="NoSpacing"/>
        <w:rPr>
          <w:del w:id="108" w:author="Peter Horsbøll Møller" w:date="2022-02-01T08:39:00Z"/>
        </w:rPr>
      </w:pPr>
    </w:p>
    <w:p w14:paraId="3AB1E6DE" w14:textId="4E2C36D1" w:rsidR="00B46858" w:rsidRDefault="00B46858">
      <w:pPr>
        <w:pStyle w:val="NoSpacing"/>
        <w:rPr>
          <w:ins w:id="109" w:author="Peter Horsbøll Møller" w:date="2022-02-01T08:24:00Z"/>
        </w:rPr>
      </w:pPr>
      <w:r>
        <w:t>The user then moves down the dialog to the “Update Column” area.</w:t>
      </w:r>
      <w:del w:id="110" w:author="Peter Horsbøll Møller" w:date="2022-02-01T08:43:00Z">
        <w:r w:rsidDel="00260E8A">
          <w:delText xml:space="preserve"> </w:delText>
        </w:r>
      </w:del>
      <w:r>
        <w:t xml:space="preserve"> Here, the user can choose either or both of two additional fields that will be added to the dataset. </w:t>
      </w:r>
      <w:del w:id="111" w:author="Peter Horsbøll Møller" w:date="2022-02-01T08:43:00Z">
        <w:r w:rsidDel="00260E8A">
          <w:delText xml:space="preserve"> </w:delText>
        </w:r>
      </w:del>
      <w:r>
        <w:t>Simply check the relevant box if the result is required in the table.</w:t>
      </w:r>
    </w:p>
    <w:p w14:paraId="3850FC4E" w14:textId="15EC1F8B" w:rsidR="00F57D13" w:rsidRDefault="00F57D13">
      <w:pPr>
        <w:pStyle w:val="NoSpacing"/>
        <w:rPr>
          <w:ins w:id="112" w:author="Peter Horsbøll Møller" w:date="2022-02-01T08:24:00Z"/>
        </w:rPr>
      </w:pPr>
    </w:p>
    <w:p w14:paraId="1E82DDDB" w14:textId="6E2C4DDC" w:rsidR="00F57D13" w:rsidRDefault="00F57D13">
      <w:pPr>
        <w:pStyle w:val="NoSpacing"/>
      </w:pPr>
      <w:ins w:id="113" w:author="Peter Horsbøll Møller" w:date="2022-02-01T08:24:00Z">
        <w:r>
          <w:lastRenderedPageBreak/>
          <w:t>If the columns specified already exist in the table, the content of these will be overwritten without warning.</w:t>
        </w:r>
      </w:ins>
    </w:p>
    <w:p w14:paraId="539ACF39" w14:textId="62E822E7" w:rsidR="00B46858" w:rsidDel="00260E8A" w:rsidRDefault="00B46858">
      <w:pPr>
        <w:pStyle w:val="NoSpacing"/>
        <w:rPr>
          <w:del w:id="114" w:author="Peter Horsbøll Møller" w:date="2022-02-01T08:39:00Z"/>
        </w:rPr>
      </w:pPr>
    </w:p>
    <w:p w14:paraId="7ED9AAA2" w14:textId="113FCDE4" w:rsidR="00B46858" w:rsidRDefault="00B46858">
      <w:pPr>
        <w:pStyle w:val="NoSpacing"/>
      </w:pPr>
      <w:r>
        <w:t xml:space="preserve">The “With Calculated Predominance Value” will deliver the maximum or minimum value that is found in the chosen columns of data. </w:t>
      </w:r>
      <w:del w:id="115" w:author="Peter Horsbøll Møller" w:date="2022-02-01T08:43:00Z">
        <w:r w:rsidDel="00260E8A">
          <w:delText xml:space="preserve"> </w:delText>
        </w:r>
      </w:del>
      <w:del w:id="116" w:author="Peter Horsbøll Møller" w:date="2022-02-01T08:25:00Z">
        <w:r w:rsidDel="00F57D13">
          <w:delText xml:space="preserve">A relevant </w:delText>
        </w:r>
      </w:del>
      <w:ins w:id="117" w:author="Peter Horsbøll Møller" w:date="2022-02-01T08:25:00Z">
        <w:r w:rsidR="00F57D13">
          <w:t xml:space="preserve">The </w:t>
        </w:r>
      </w:ins>
      <w:r>
        <w:t xml:space="preserve">column name can </w:t>
      </w:r>
      <w:del w:id="118" w:author="Peter Horsbøll Møller" w:date="2022-02-01T08:25:00Z">
        <w:r w:rsidDel="00F57D13">
          <w:delText xml:space="preserve">be </w:delText>
        </w:r>
      </w:del>
      <w:r>
        <w:t xml:space="preserve">entered here </w:t>
      </w:r>
      <w:del w:id="119" w:author="Peter Horsbøll Møller" w:date="2022-02-01T08:25:00Z">
        <w:r w:rsidDel="00F57D13">
          <w:delText>if required</w:delText>
        </w:r>
      </w:del>
      <w:ins w:id="120" w:author="Peter Horsbøll Møller" w:date="2022-02-01T08:25:00Z">
        <w:r w:rsidR="00F57D13">
          <w:t>will get updated with the p</w:t>
        </w:r>
      </w:ins>
      <w:ins w:id="121" w:author="Peter Horsbøll Møller" w:date="2022-02-01T08:26:00Z">
        <w:r w:rsidR="00F57D13">
          <w:t>redominant value for each record</w:t>
        </w:r>
      </w:ins>
      <w:r>
        <w:t>.</w:t>
      </w:r>
    </w:p>
    <w:p w14:paraId="6B2E8B27" w14:textId="7E8FD8F2" w:rsidR="00B46858" w:rsidDel="00260E8A" w:rsidRDefault="00B46858">
      <w:pPr>
        <w:pStyle w:val="NoSpacing"/>
        <w:rPr>
          <w:del w:id="122" w:author="Peter Horsbøll Møller" w:date="2022-02-01T08:39:00Z"/>
        </w:rPr>
      </w:pPr>
    </w:p>
    <w:p w14:paraId="74BDB9CF" w14:textId="57CA4EC3" w:rsidR="00B46858" w:rsidRDefault="00B46858">
      <w:pPr>
        <w:pStyle w:val="NoSpacing"/>
      </w:pPr>
      <w:r>
        <w:t>Similarly, the “With Predominance Text” will deliver the column name</w:t>
      </w:r>
      <w:ins w:id="123" w:author="Peter Horsbøll Møller" w:date="2022-02-01T08:26:00Z">
        <w:r w:rsidR="00F57D13">
          <w:t xml:space="preserve"> </w:t>
        </w:r>
      </w:ins>
      <w:del w:id="124" w:author="Peter Horsbøll Møller" w:date="2022-02-01T08:26:00Z">
        <w:r w:rsidDel="00F57D13">
          <w:delText xml:space="preserve"> </w:delText>
        </w:r>
      </w:del>
      <w:r>
        <w:t xml:space="preserve">that contains the maximum (or minimum) value in it. </w:t>
      </w:r>
      <w:del w:id="125" w:author="Peter Horsbøll Møller" w:date="2022-02-01T08:43:00Z">
        <w:r w:rsidDel="00260E8A">
          <w:delText xml:space="preserve"> </w:delText>
        </w:r>
      </w:del>
      <w:r>
        <w:t>The user can choose to use the original column name or the alias they generated above.</w:t>
      </w:r>
    </w:p>
    <w:p w14:paraId="0614C8CC" w14:textId="6F82C4BB" w:rsidR="00B46858" w:rsidDel="00260E8A" w:rsidRDefault="00B46858">
      <w:pPr>
        <w:pStyle w:val="NoSpacing"/>
        <w:rPr>
          <w:del w:id="126" w:author="Peter Horsbøll Møller" w:date="2022-02-01T08:39:00Z"/>
        </w:rPr>
      </w:pPr>
    </w:p>
    <w:p w14:paraId="3A381A81" w14:textId="1EA6D6D0" w:rsidR="00B46858" w:rsidRDefault="00D96617">
      <w:pPr>
        <w:pStyle w:val="NoSpacing"/>
      </w:pPr>
      <w:r>
        <w:t>It is then just a matter of choosing how the user wants to have the data presented to them (if at all) by checking any or all of the “Open …..” checkboxes.</w:t>
      </w:r>
    </w:p>
    <w:p w14:paraId="018BBD90" w14:textId="06C22DDA" w:rsidR="00DF35AE" w:rsidDel="00260E8A" w:rsidRDefault="00DF35AE">
      <w:pPr>
        <w:pStyle w:val="NoSpacing"/>
        <w:rPr>
          <w:del w:id="127" w:author="Peter Horsbøll Møller" w:date="2022-02-01T08:39:00Z"/>
        </w:rPr>
      </w:pPr>
    </w:p>
    <w:p w14:paraId="0410B2CF" w14:textId="6265B7AB" w:rsidR="00DF35AE" w:rsidDel="00260E8A" w:rsidRDefault="00DF35AE">
      <w:pPr>
        <w:pStyle w:val="NoSpacing"/>
        <w:rPr>
          <w:del w:id="128" w:author="Peter Horsbøll Møller" w:date="2022-02-01T08:39:00Z"/>
        </w:rPr>
      </w:pPr>
    </w:p>
    <w:p w14:paraId="474EF601" w14:textId="73441327" w:rsidR="00DF35AE" w:rsidDel="00260E8A" w:rsidRDefault="00DF35AE">
      <w:pPr>
        <w:pStyle w:val="NoSpacing"/>
        <w:rPr>
          <w:del w:id="129" w:author="Peter Horsbøll Møller" w:date="2022-02-01T08:39:00Z"/>
        </w:rPr>
      </w:pPr>
    </w:p>
    <w:p w14:paraId="322DE2C0" w14:textId="159FBEEC" w:rsidR="00DF35AE" w:rsidDel="00260E8A" w:rsidRDefault="00DF35AE">
      <w:pPr>
        <w:pStyle w:val="NoSpacing"/>
        <w:rPr>
          <w:del w:id="130" w:author="Peter Horsbøll Møller" w:date="2022-02-01T08:39:00Z"/>
        </w:rPr>
      </w:pPr>
    </w:p>
    <w:p w14:paraId="0838C480" w14:textId="2C6C3209" w:rsidR="00DF35AE" w:rsidDel="00260E8A" w:rsidRDefault="00DF35AE">
      <w:pPr>
        <w:pStyle w:val="NoSpacing"/>
        <w:rPr>
          <w:del w:id="131" w:author="Peter Horsbøll Møller" w:date="2022-02-01T08:39:00Z"/>
        </w:rPr>
      </w:pPr>
    </w:p>
    <w:p w14:paraId="4ABDA621" w14:textId="4DC855FD" w:rsidR="00DF35AE" w:rsidDel="00260E8A" w:rsidRDefault="00DF35AE">
      <w:pPr>
        <w:pStyle w:val="NoSpacing"/>
        <w:rPr>
          <w:del w:id="132" w:author="Peter Horsbøll Møller" w:date="2022-02-01T08:39:00Z"/>
        </w:rPr>
      </w:pPr>
    </w:p>
    <w:p w14:paraId="225A1EC2" w14:textId="1997B922" w:rsidR="00DF35AE" w:rsidDel="00260E8A" w:rsidRDefault="00DF35AE">
      <w:pPr>
        <w:pStyle w:val="NoSpacing"/>
        <w:rPr>
          <w:del w:id="133" w:author="Peter Horsbøll Møller" w:date="2022-02-01T08:39:00Z"/>
        </w:rPr>
      </w:pPr>
    </w:p>
    <w:p w14:paraId="10EDB105" w14:textId="6CA6083E" w:rsidR="00DF35AE" w:rsidDel="00260E8A" w:rsidRDefault="00DF35AE">
      <w:pPr>
        <w:pStyle w:val="NoSpacing"/>
        <w:rPr>
          <w:del w:id="134" w:author="Peter Horsbøll Møller" w:date="2022-02-01T08:39:00Z"/>
        </w:rPr>
      </w:pPr>
    </w:p>
    <w:p w14:paraId="6F38C046" w14:textId="073C6BC1" w:rsidR="00DF35AE" w:rsidRDefault="00DF35AE">
      <w:pPr>
        <w:pStyle w:val="NoSpacing"/>
        <w:rPr>
          <w:ins w:id="135" w:author="Peter Horsbøll Møller" w:date="2022-02-01T08:27:00Z"/>
        </w:rPr>
      </w:pPr>
      <w:r>
        <w:t xml:space="preserve">Then click OK and when presented with the dialog below, if the user wishes to continue with the process, click Yes. </w:t>
      </w:r>
      <w:del w:id="136" w:author="Peter Horsbøll Møller" w:date="2022-02-01T08:43:00Z">
        <w:r w:rsidDel="00260E8A">
          <w:delText xml:space="preserve"> </w:delText>
        </w:r>
      </w:del>
      <w:r>
        <w:t>Clicking No reverts the user back to the original state.</w:t>
      </w:r>
    </w:p>
    <w:p w14:paraId="0FDDF760" w14:textId="65F32B56" w:rsidR="00E30847" w:rsidRDefault="00E30847">
      <w:pPr>
        <w:pStyle w:val="NoSpacing"/>
      </w:pPr>
      <w:ins w:id="137" w:author="Peter Horsbøll Møller" w:date="2022-02-01T08:27:00Z">
        <w:r>
          <w:t>If you click No to the question asked here, the predominant value will not g</w:t>
        </w:r>
      </w:ins>
      <w:ins w:id="138" w:author="Peter Horsbøll Møller" w:date="2022-02-01T08:28:00Z">
        <w:r>
          <w:t>et calculated as the needed columns weren’t added.</w:t>
        </w:r>
      </w:ins>
    </w:p>
    <w:p w14:paraId="0556BA30" w14:textId="389729E3" w:rsidR="00DF35AE" w:rsidDel="00260E8A" w:rsidRDefault="00DF35AE">
      <w:pPr>
        <w:pStyle w:val="NoSpacing"/>
        <w:rPr>
          <w:del w:id="139" w:author="Peter Horsbøll Møller" w:date="2022-02-01T08:39:00Z"/>
        </w:rPr>
      </w:pPr>
    </w:p>
    <w:p w14:paraId="64DF52D7" w14:textId="30AB0985" w:rsidR="00DF35AE" w:rsidRDefault="00DF35AE">
      <w:pPr>
        <w:pStyle w:val="NoSpacing"/>
      </w:pPr>
      <w:r w:rsidRPr="00DF35AE">
        <w:rPr>
          <w:noProof/>
        </w:rPr>
        <w:drawing>
          <wp:inline distT="0" distB="0" distL="0" distR="0" wp14:anchorId="6532B22E" wp14:editId="331B12BF">
            <wp:extent cx="3888144" cy="2331720"/>
            <wp:effectExtent l="0" t="0" r="0" b="0"/>
            <wp:docPr id="5" name="Picture 5"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map&#10;&#10;Description automatically generated"/>
                    <pic:cNvPicPr/>
                  </pic:nvPicPr>
                  <pic:blipFill>
                    <a:blip r:embed="rId19"/>
                    <a:stretch>
                      <a:fillRect/>
                    </a:stretch>
                  </pic:blipFill>
                  <pic:spPr>
                    <a:xfrm>
                      <a:off x="0" y="0"/>
                      <a:ext cx="3901999" cy="2340029"/>
                    </a:xfrm>
                    <a:prstGeom prst="rect">
                      <a:avLst/>
                    </a:prstGeom>
                  </pic:spPr>
                </pic:pic>
              </a:graphicData>
            </a:graphic>
          </wp:inline>
        </w:drawing>
      </w:r>
    </w:p>
    <w:p w14:paraId="2C990EE1" w14:textId="1A2EAA95" w:rsidR="00DF35AE" w:rsidDel="00260E8A" w:rsidRDefault="00DF35AE">
      <w:pPr>
        <w:pStyle w:val="NoSpacing"/>
        <w:rPr>
          <w:del w:id="140" w:author="Peter Horsbøll Møller" w:date="2022-02-01T08:39:00Z"/>
        </w:rPr>
      </w:pPr>
    </w:p>
    <w:p w14:paraId="271685E3" w14:textId="3CD269F2" w:rsidR="00DF35AE" w:rsidRDefault="00DF35AE">
      <w:pPr>
        <w:pStyle w:val="NoSpacing"/>
        <w:rPr>
          <w:ins w:id="141" w:author="Peter Horsbøll Møller" w:date="2022-02-01T08:30:00Z"/>
        </w:rPr>
      </w:pPr>
      <w:r>
        <w:t>Once the predominance calculations are completed, the user is presented with the table in whichever form they specified in the dialog.</w:t>
      </w:r>
    </w:p>
    <w:p w14:paraId="21AE65AD" w14:textId="08F83990" w:rsidR="00E30847" w:rsidRDefault="00E30847">
      <w:pPr>
        <w:pStyle w:val="NoSpacing"/>
      </w:pPr>
      <w:ins w:id="142" w:author="Peter Horsbøll Møller" w:date="2022-02-01T08:30:00Z">
        <w:r>
          <w:t>Now it is recommended to save the changes to the table.</w:t>
        </w:r>
      </w:ins>
    </w:p>
    <w:p w14:paraId="6BF049D5" w14:textId="7C4D5647" w:rsidR="00DF35AE" w:rsidRDefault="00DF35AE">
      <w:pPr>
        <w:pStyle w:val="NoSpacing"/>
      </w:pPr>
    </w:p>
    <w:p w14:paraId="3DF3E332" w14:textId="401EA633" w:rsidR="00DF35AE" w:rsidRDefault="0007010F">
      <w:pPr>
        <w:pStyle w:val="NoSpacing"/>
      </w:pPr>
      <w:r w:rsidRPr="0007010F">
        <w:rPr>
          <w:noProof/>
        </w:rPr>
        <w:lastRenderedPageBreak/>
        <w:drawing>
          <wp:inline distT="0" distB="0" distL="0" distR="0" wp14:anchorId="1D075C2D" wp14:editId="687DE09C">
            <wp:extent cx="5731510" cy="3354705"/>
            <wp:effectExtent l="0" t="0" r="2540" b="0"/>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20"/>
                    <a:stretch>
                      <a:fillRect/>
                    </a:stretch>
                  </pic:blipFill>
                  <pic:spPr>
                    <a:xfrm>
                      <a:off x="0" y="0"/>
                      <a:ext cx="5731510" cy="3354705"/>
                    </a:xfrm>
                    <a:prstGeom prst="rect">
                      <a:avLst/>
                    </a:prstGeom>
                  </pic:spPr>
                </pic:pic>
              </a:graphicData>
            </a:graphic>
          </wp:inline>
        </w:drawing>
      </w:r>
    </w:p>
    <w:p w14:paraId="72DAD116" w14:textId="0B52C3B0" w:rsidR="0007010F" w:rsidDel="00260E8A" w:rsidRDefault="0007010F">
      <w:pPr>
        <w:pStyle w:val="NoSpacing"/>
        <w:rPr>
          <w:del w:id="143" w:author="Peter Horsbøll Møller" w:date="2022-02-01T08:39:00Z"/>
        </w:rPr>
      </w:pPr>
    </w:p>
    <w:p w14:paraId="7FF677DD" w14:textId="1840E4AA" w:rsidR="0007010F" w:rsidRDefault="0007010F">
      <w:pPr>
        <w:pStyle w:val="NoSpacing"/>
      </w:pPr>
      <w:r>
        <w:t>The data in these “predominance” fields can now be used for visualisation or further calculations.</w:t>
      </w:r>
    </w:p>
    <w:p w14:paraId="0C91140B" w14:textId="0129FB34" w:rsidR="0007010F" w:rsidDel="00260E8A" w:rsidRDefault="0007010F">
      <w:pPr>
        <w:pStyle w:val="NoSpacing"/>
        <w:rPr>
          <w:del w:id="144" w:author="Peter Horsbøll Møller" w:date="2022-02-01T08:39:00Z"/>
        </w:rPr>
      </w:pPr>
    </w:p>
    <w:p w14:paraId="36748C95" w14:textId="42969936" w:rsidR="00D14E83" w:rsidDel="00260E8A" w:rsidRDefault="00D14E83">
      <w:pPr>
        <w:pStyle w:val="NoSpacing"/>
        <w:rPr>
          <w:del w:id="145" w:author="Peter Horsbøll Møller" w:date="2022-02-01T08:39:00Z"/>
        </w:rPr>
      </w:pPr>
    </w:p>
    <w:p w14:paraId="6E7FD80B" w14:textId="2680839D" w:rsidR="00D14E83" w:rsidDel="00260E8A" w:rsidRDefault="00D14E83">
      <w:pPr>
        <w:pStyle w:val="NoSpacing"/>
        <w:rPr>
          <w:del w:id="146" w:author="Peter Horsbøll Møller" w:date="2022-02-01T08:39:00Z"/>
        </w:rPr>
      </w:pPr>
    </w:p>
    <w:p w14:paraId="6500C905" w14:textId="2B45D88E" w:rsidR="00D14E83" w:rsidDel="00260E8A" w:rsidRDefault="00D14E83">
      <w:pPr>
        <w:pStyle w:val="NoSpacing"/>
        <w:rPr>
          <w:del w:id="147" w:author="Peter Horsbøll Møller" w:date="2022-02-01T08:39:00Z"/>
        </w:rPr>
      </w:pPr>
    </w:p>
    <w:p w14:paraId="4EC0AE54" w14:textId="3191941B" w:rsidR="00D14E83" w:rsidDel="00260E8A" w:rsidRDefault="00D14E83">
      <w:pPr>
        <w:pStyle w:val="NoSpacing"/>
        <w:rPr>
          <w:del w:id="148" w:author="Peter Horsbøll Møller" w:date="2022-02-01T08:39:00Z"/>
        </w:rPr>
      </w:pPr>
    </w:p>
    <w:p w14:paraId="2409C7F6" w14:textId="38EBA574" w:rsidR="00D14E83" w:rsidDel="00260E8A" w:rsidRDefault="00D14E83">
      <w:pPr>
        <w:pStyle w:val="NoSpacing"/>
        <w:rPr>
          <w:del w:id="149" w:author="Peter Horsbøll Møller" w:date="2022-02-01T08:39:00Z"/>
        </w:rPr>
      </w:pPr>
    </w:p>
    <w:p w14:paraId="58796D59" w14:textId="43371E38" w:rsidR="00D14E83" w:rsidDel="00260E8A" w:rsidRDefault="00D14E83">
      <w:pPr>
        <w:pStyle w:val="NoSpacing"/>
        <w:rPr>
          <w:del w:id="150" w:author="Peter Horsbøll Møller" w:date="2022-02-01T08:39:00Z"/>
        </w:rPr>
      </w:pPr>
    </w:p>
    <w:p w14:paraId="7865A389" w14:textId="33FE8795" w:rsidR="0007010F" w:rsidRDefault="0007010F">
      <w:pPr>
        <w:pStyle w:val="NoSpacing"/>
      </w:pPr>
      <w:r>
        <w:t xml:space="preserve">For example a thematic map could be presented which displays the “predominant” category of data from the chosen variables. </w:t>
      </w:r>
      <w:del w:id="151" w:author="Peter Horsbøll Møller" w:date="2022-02-01T08:43:00Z">
        <w:r w:rsidDel="00260E8A">
          <w:delText xml:space="preserve"> </w:delText>
        </w:r>
      </w:del>
      <w:r>
        <w:t>In the example below, the map displays the distribution by Census Statistical Area 1 of the various “Occupation” types selected from Census data.</w:t>
      </w:r>
    </w:p>
    <w:p w14:paraId="40EA1F22" w14:textId="348F2455" w:rsidR="0007010F" w:rsidDel="00260E8A" w:rsidRDefault="0007010F">
      <w:pPr>
        <w:pStyle w:val="NoSpacing"/>
        <w:rPr>
          <w:del w:id="152" w:author="Peter Horsbøll Møller" w:date="2022-02-01T08:39:00Z"/>
        </w:rPr>
      </w:pPr>
    </w:p>
    <w:p w14:paraId="0B62D42D" w14:textId="4564E15F" w:rsidR="0007010F" w:rsidRDefault="00D14E83">
      <w:pPr>
        <w:pStyle w:val="NoSpacing"/>
      </w:pPr>
      <w:r w:rsidRPr="00D14E83">
        <w:rPr>
          <w:noProof/>
        </w:rPr>
        <w:drawing>
          <wp:inline distT="0" distB="0" distL="0" distR="0" wp14:anchorId="44835FED" wp14:editId="443CCD14">
            <wp:extent cx="5731510" cy="3331845"/>
            <wp:effectExtent l="0" t="0" r="2540" b="1905"/>
            <wp:docPr id="7" name="Picture 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p&#10;&#10;Description automatically generated"/>
                    <pic:cNvPicPr/>
                  </pic:nvPicPr>
                  <pic:blipFill>
                    <a:blip r:embed="rId21"/>
                    <a:stretch>
                      <a:fillRect/>
                    </a:stretch>
                  </pic:blipFill>
                  <pic:spPr>
                    <a:xfrm>
                      <a:off x="0" y="0"/>
                      <a:ext cx="5731510" cy="3331845"/>
                    </a:xfrm>
                    <a:prstGeom prst="rect">
                      <a:avLst/>
                    </a:prstGeom>
                  </pic:spPr>
                </pic:pic>
              </a:graphicData>
            </a:graphic>
          </wp:inline>
        </w:drawing>
      </w:r>
    </w:p>
    <w:p w14:paraId="4A26E4E2" w14:textId="5127971B" w:rsidR="00D14E83" w:rsidRDefault="00D14E83">
      <w:pPr>
        <w:pStyle w:val="NoSpacing"/>
      </w:pPr>
    </w:p>
    <w:p w14:paraId="76DCBAF3" w14:textId="0CFCFBCF" w:rsidR="00D14E83" w:rsidRDefault="00D14E83">
      <w:pPr>
        <w:pStyle w:val="NoSpacing"/>
      </w:pPr>
    </w:p>
    <w:p w14:paraId="6054EDAB" w14:textId="4F9FAECB" w:rsidR="00D14E83" w:rsidRDefault="00D14E83">
      <w:pPr>
        <w:pStyle w:val="NoSpacing"/>
      </w:pPr>
      <w:r>
        <w:lastRenderedPageBreak/>
        <w:t>By extension, a copy of the original spatial table with the predominance data (Category and Value) included could be saved.</w:t>
      </w:r>
    </w:p>
    <w:p w14:paraId="3C018D32" w14:textId="7271B07C" w:rsidR="00D14E83" w:rsidDel="00260E8A" w:rsidRDefault="00D14E83">
      <w:pPr>
        <w:pStyle w:val="NoSpacing"/>
        <w:rPr>
          <w:del w:id="153" w:author="Peter Horsbøll Møller" w:date="2022-02-01T08:40:00Z"/>
        </w:rPr>
      </w:pPr>
    </w:p>
    <w:p w14:paraId="68C987F3" w14:textId="46A42902" w:rsidR="00D14E83" w:rsidRDefault="00D14E83">
      <w:pPr>
        <w:pStyle w:val="NoSpacing"/>
      </w:pPr>
      <w:r>
        <w:t xml:space="preserve">This copy could then have X/Y fields added (for example, by using the object centroid). </w:t>
      </w:r>
      <w:del w:id="154" w:author="Peter Horsbøll Møller" w:date="2022-02-01T08:43:00Z">
        <w:r w:rsidDel="00260E8A">
          <w:delText xml:space="preserve"> </w:delText>
        </w:r>
      </w:del>
      <w:r>
        <w:t>These POINT</w:t>
      </w:r>
      <w:r w:rsidR="00A2336A">
        <w:t xml:space="preserve">S could then be mapped in bivariate fashion by using the </w:t>
      </w:r>
      <w:r w:rsidR="00A2336A" w:rsidRPr="00A2336A">
        <w:rPr>
          <w:i/>
          <w:iCs/>
        </w:rPr>
        <w:t>Category</w:t>
      </w:r>
      <w:r w:rsidR="00A2336A">
        <w:t xml:space="preserve"> as the Individual theme and the </w:t>
      </w:r>
      <w:r w:rsidR="00A2336A" w:rsidRPr="00A2336A">
        <w:rPr>
          <w:i/>
          <w:iCs/>
        </w:rPr>
        <w:t>Value</w:t>
      </w:r>
      <w:r w:rsidR="00A2336A">
        <w:t xml:space="preserve"> as the Point Ranges – Varying Sizes basis.</w:t>
      </w:r>
    </w:p>
    <w:p w14:paraId="2FA0A57D" w14:textId="0E8C7C90" w:rsidR="00A2336A" w:rsidDel="00260E8A" w:rsidRDefault="00A2336A">
      <w:pPr>
        <w:pStyle w:val="NoSpacing"/>
        <w:rPr>
          <w:del w:id="155" w:author="Peter Horsbøll Møller" w:date="2022-02-01T08:40:00Z"/>
        </w:rPr>
      </w:pPr>
    </w:p>
    <w:p w14:paraId="3BAC4472" w14:textId="2B8B62BD" w:rsidR="00A2336A" w:rsidRDefault="00A2336A">
      <w:pPr>
        <w:pStyle w:val="NoSpacing"/>
      </w:pPr>
      <w:r>
        <w:t>An example below.</w:t>
      </w:r>
    </w:p>
    <w:p w14:paraId="1D57C095" w14:textId="3E934900" w:rsidR="00A2336A" w:rsidDel="00260E8A" w:rsidRDefault="00A2336A">
      <w:pPr>
        <w:pStyle w:val="NoSpacing"/>
        <w:rPr>
          <w:del w:id="156" w:author="Peter Horsbøll Møller" w:date="2022-02-01T08:40:00Z"/>
        </w:rPr>
      </w:pPr>
    </w:p>
    <w:p w14:paraId="3F113A03" w14:textId="3F31FB02" w:rsidR="00A2336A" w:rsidRDefault="00A2336A">
      <w:pPr>
        <w:pStyle w:val="NoSpacing"/>
      </w:pPr>
      <w:r>
        <w:rPr>
          <w:noProof/>
        </w:rPr>
        <w:drawing>
          <wp:inline distT="0" distB="0" distL="0" distR="0" wp14:anchorId="3B9B6598" wp14:editId="1E0BA126">
            <wp:extent cx="5631180" cy="2918169"/>
            <wp:effectExtent l="0" t="0" r="7620" b="0"/>
            <wp:docPr id="8" name="Picture 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ap&#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47764" cy="2926763"/>
                    </a:xfrm>
                    <a:prstGeom prst="rect">
                      <a:avLst/>
                    </a:prstGeom>
                  </pic:spPr>
                </pic:pic>
              </a:graphicData>
            </a:graphic>
          </wp:inline>
        </w:drawing>
      </w:r>
    </w:p>
    <w:p w14:paraId="7B00A473" w14:textId="7E2A2563" w:rsidR="00A2336A" w:rsidRDefault="00A2336A">
      <w:pPr>
        <w:pStyle w:val="NoSpacing"/>
      </w:pPr>
      <w:r>
        <w:t>When next closing the table, the user will be asked if they want to retain or discard changes (if they haven’t already saved the table in working with it).</w:t>
      </w:r>
    </w:p>
    <w:p w14:paraId="31E94EA9" w14:textId="336450AE" w:rsidR="00A2336A" w:rsidDel="00260E8A" w:rsidRDefault="00A2336A">
      <w:pPr>
        <w:pStyle w:val="NoSpacing"/>
        <w:rPr>
          <w:del w:id="157" w:author="Peter Horsbøll Møller" w:date="2022-02-01T08:40:00Z"/>
        </w:rPr>
      </w:pPr>
    </w:p>
    <w:p w14:paraId="43216993" w14:textId="1A7C6096" w:rsidR="00A2336A" w:rsidRDefault="00A2336A">
      <w:pPr>
        <w:pStyle w:val="NoSpacing"/>
      </w:pPr>
      <w:r>
        <w:t xml:space="preserve">By choosing to </w:t>
      </w:r>
      <w:r w:rsidR="00E21B6A">
        <w:t>save the changes the new predominance fields as well as the data within those fields will be retained.</w:t>
      </w:r>
    </w:p>
    <w:p w14:paraId="30921490" w14:textId="2A77E839" w:rsidR="00E21B6A" w:rsidRPr="00260E8A" w:rsidDel="00260E8A" w:rsidRDefault="00E21B6A">
      <w:pPr>
        <w:pStyle w:val="NoSpacing"/>
        <w:rPr>
          <w:del w:id="158" w:author="Peter Horsbøll Møller" w:date="2022-02-01T08:40:00Z"/>
        </w:rPr>
      </w:pPr>
    </w:p>
    <w:p w14:paraId="790E02F8" w14:textId="6D36AE90" w:rsidR="00E21B6A" w:rsidRPr="00260E8A" w:rsidRDefault="00E21B6A">
      <w:pPr>
        <w:pStyle w:val="NoSpacing"/>
      </w:pPr>
      <w:r w:rsidRPr="00260E8A">
        <w:t>If the user chooses to discard, the fields are retained in the dataset but are not populated with values.</w:t>
      </w:r>
    </w:p>
    <w:sectPr w:rsidR="00E21B6A" w:rsidRPr="00260E8A">
      <w:footerReference w:type="default" r:id="rId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6653B0" w14:textId="77777777" w:rsidR="00F642FB" w:rsidRDefault="00F642FB" w:rsidP="00E30847">
      <w:pPr>
        <w:spacing w:after="0" w:line="240" w:lineRule="auto"/>
      </w:pPr>
      <w:r>
        <w:separator/>
      </w:r>
    </w:p>
  </w:endnote>
  <w:endnote w:type="continuationSeparator" w:id="0">
    <w:p w14:paraId="79BAE13F" w14:textId="77777777" w:rsidR="00F642FB" w:rsidRDefault="00F642FB" w:rsidP="00E308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badi">
    <w:altName w:val="Abadi"/>
    <w:charset w:val="00"/>
    <w:family w:val="swiss"/>
    <w:pitch w:val="variable"/>
    <w:sig w:usb0="8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F8C39" w14:textId="716F7B69" w:rsidR="00E30847" w:rsidRPr="00E30847" w:rsidRDefault="00E30847">
    <w:pPr>
      <w:pStyle w:val="Footer"/>
      <w:pBdr>
        <w:top w:val="single" w:sz="4" w:space="1" w:color="auto"/>
      </w:pBdr>
      <w:jc w:val="center"/>
      <w:rPr>
        <w:sz w:val="18"/>
        <w:szCs w:val="18"/>
        <w:lang w:val="en-US"/>
        <w:rPrChange w:id="159" w:author="Peter Horsbøll Møller" w:date="2022-02-01T08:32:00Z">
          <w:rPr/>
        </w:rPrChange>
      </w:rPr>
      <w:pPrChange w:id="160" w:author="Peter Horsbøll Møller" w:date="2022-02-01T08:32:00Z">
        <w:pPr>
          <w:pStyle w:val="Footer"/>
        </w:pPr>
      </w:pPrChange>
    </w:pPr>
    <w:ins w:id="161" w:author="Peter Horsbøll Møller" w:date="2022-02-01T08:31:00Z">
      <w:r w:rsidRPr="00E30847">
        <w:rPr>
          <w:sz w:val="18"/>
          <w:szCs w:val="18"/>
          <w:lang w:val="en-US"/>
          <w:rPrChange w:id="162" w:author="Peter Horsbøll Møller" w:date="2022-02-01T08:32:00Z">
            <w:rPr>
              <w:lang w:val="en-US"/>
            </w:rPr>
          </w:rPrChange>
        </w:rPr>
        <w:t>Predominance Helper 1.0</w:t>
      </w:r>
    </w:ins>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665717" w14:textId="77777777" w:rsidR="00F642FB" w:rsidRDefault="00F642FB" w:rsidP="00E30847">
      <w:pPr>
        <w:spacing w:after="0" w:line="240" w:lineRule="auto"/>
      </w:pPr>
      <w:r>
        <w:separator/>
      </w:r>
    </w:p>
  </w:footnote>
  <w:footnote w:type="continuationSeparator" w:id="0">
    <w:p w14:paraId="2DBFF99A" w14:textId="77777777" w:rsidR="00F642FB" w:rsidRDefault="00F642FB" w:rsidP="00E308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57A3D5C"/>
    <w:multiLevelType w:val="hybridMultilevel"/>
    <w:tmpl w:val="8508F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ter Horsbøll Møller">
    <w15:presenceInfo w15:providerId="AD" w15:userId="S::Peter.Moller@precisely.Com::be6bf2ab-c0bb-4964-ae22-8e0f36e13da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E08"/>
    <w:rsid w:val="000004A9"/>
    <w:rsid w:val="000426FE"/>
    <w:rsid w:val="0007010F"/>
    <w:rsid w:val="00260E8A"/>
    <w:rsid w:val="002B25FF"/>
    <w:rsid w:val="005220A9"/>
    <w:rsid w:val="00725191"/>
    <w:rsid w:val="007604E8"/>
    <w:rsid w:val="009562EA"/>
    <w:rsid w:val="009612C6"/>
    <w:rsid w:val="00A109E5"/>
    <w:rsid w:val="00A2336A"/>
    <w:rsid w:val="00A763BD"/>
    <w:rsid w:val="00B46858"/>
    <w:rsid w:val="00D14E83"/>
    <w:rsid w:val="00D96617"/>
    <w:rsid w:val="00DF35AE"/>
    <w:rsid w:val="00E21B6A"/>
    <w:rsid w:val="00E30847"/>
    <w:rsid w:val="00E9371B"/>
    <w:rsid w:val="00EE6E08"/>
    <w:rsid w:val="00F57D13"/>
    <w:rsid w:val="00F642FB"/>
    <w:rsid w:val="00FE654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A4701"/>
  <w15:chartTrackingRefBased/>
  <w15:docId w15:val="{0AC4DE87-AB42-414C-8177-701E551E88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2"/>
    <w:next w:val="Normal"/>
    <w:link w:val="Heading1Char"/>
    <w:uiPriority w:val="9"/>
    <w:qFormat/>
    <w:rsid w:val="00E30847"/>
    <w:pPr>
      <w:outlineLvl w:val="0"/>
    </w:pPr>
    <w:rPr>
      <w:sz w:val="44"/>
      <w:szCs w:val="44"/>
    </w:rPr>
  </w:style>
  <w:style w:type="paragraph" w:styleId="Heading2">
    <w:name w:val="heading 2"/>
    <w:basedOn w:val="Normal"/>
    <w:next w:val="Normal"/>
    <w:link w:val="Heading2Char"/>
    <w:uiPriority w:val="9"/>
    <w:unhideWhenUsed/>
    <w:qFormat/>
    <w:rsid w:val="00E30847"/>
    <w:pPr>
      <w:keepNext/>
      <w:keepLines/>
      <w:spacing w:before="120" w:after="120"/>
      <w:outlineLvl w:val="1"/>
    </w:pPr>
    <w:rPr>
      <w:rFonts w:ascii="Abadi" w:eastAsiaTheme="majorEastAsia" w:hAnsi="Abadi" w:cstheme="majorBidi"/>
      <w:b/>
      <w:bCs/>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260E8A"/>
    <w:pPr>
      <w:spacing w:after="240" w:line="240" w:lineRule="auto"/>
    </w:pPr>
    <w:rPr>
      <w:rFonts w:ascii="Abadi" w:hAnsi="Abadi"/>
    </w:rPr>
  </w:style>
  <w:style w:type="paragraph" w:styleId="Header">
    <w:name w:val="header"/>
    <w:basedOn w:val="Normal"/>
    <w:link w:val="HeaderChar"/>
    <w:uiPriority w:val="99"/>
    <w:unhideWhenUsed/>
    <w:rsid w:val="00E30847"/>
    <w:pPr>
      <w:tabs>
        <w:tab w:val="center" w:pos="4986"/>
        <w:tab w:val="right" w:pos="9972"/>
      </w:tabs>
      <w:spacing w:after="0" w:line="240" w:lineRule="auto"/>
    </w:pPr>
  </w:style>
  <w:style w:type="character" w:customStyle="1" w:styleId="HeaderChar">
    <w:name w:val="Header Char"/>
    <w:basedOn w:val="DefaultParagraphFont"/>
    <w:link w:val="Header"/>
    <w:uiPriority w:val="99"/>
    <w:rsid w:val="00E30847"/>
  </w:style>
  <w:style w:type="paragraph" w:styleId="Footer">
    <w:name w:val="footer"/>
    <w:basedOn w:val="Normal"/>
    <w:link w:val="FooterChar"/>
    <w:uiPriority w:val="99"/>
    <w:unhideWhenUsed/>
    <w:rsid w:val="00E30847"/>
    <w:pPr>
      <w:tabs>
        <w:tab w:val="center" w:pos="4986"/>
        <w:tab w:val="right" w:pos="9972"/>
      </w:tabs>
      <w:spacing w:after="0" w:line="240" w:lineRule="auto"/>
    </w:pPr>
  </w:style>
  <w:style w:type="character" w:customStyle="1" w:styleId="FooterChar">
    <w:name w:val="Footer Char"/>
    <w:basedOn w:val="DefaultParagraphFont"/>
    <w:link w:val="Footer"/>
    <w:uiPriority w:val="99"/>
    <w:rsid w:val="00E30847"/>
  </w:style>
  <w:style w:type="character" w:customStyle="1" w:styleId="Heading1Char">
    <w:name w:val="Heading 1 Char"/>
    <w:basedOn w:val="DefaultParagraphFont"/>
    <w:link w:val="Heading1"/>
    <w:uiPriority w:val="9"/>
    <w:rsid w:val="00E30847"/>
    <w:rPr>
      <w:rFonts w:ascii="Abadi" w:eastAsiaTheme="majorEastAsia" w:hAnsi="Abadi" w:cstheme="majorBidi"/>
      <w:b/>
      <w:bCs/>
      <w:color w:val="2F5496" w:themeColor="accent1" w:themeShade="BF"/>
      <w:sz w:val="44"/>
      <w:szCs w:val="44"/>
    </w:rPr>
  </w:style>
  <w:style w:type="character" w:customStyle="1" w:styleId="Heading2Char">
    <w:name w:val="Heading 2 Char"/>
    <w:basedOn w:val="DefaultParagraphFont"/>
    <w:link w:val="Heading2"/>
    <w:uiPriority w:val="9"/>
    <w:rsid w:val="00E30847"/>
    <w:rPr>
      <w:rFonts w:ascii="Abadi" w:eastAsiaTheme="majorEastAsia" w:hAnsi="Abadi" w:cstheme="majorBidi"/>
      <w:b/>
      <w:bCs/>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3820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170</TotalTime>
  <Pages>8</Pages>
  <Words>1014</Words>
  <Characters>5786</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tony.maber@optusnet.com.au</dc:creator>
  <cp:keywords/>
  <dc:description/>
  <cp:lastModifiedBy>Peter Horsbøll Møller</cp:lastModifiedBy>
  <cp:revision>4</cp:revision>
  <cp:lastPrinted>2022-02-01T08:20:00Z</cp:lastPrinted>
  <dcterms:created xsi:type="dcterms:W3CDTF">2022-02-01T07:45:00Z</dcterms:created>
  <dcterms:modified xsi:type="dcterms:W3CDTF">2022-02-02T06:59:00Z</dcterms:modified>
</cp:coreProperties>
</file>